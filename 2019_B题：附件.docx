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601" w:rsidRPr="00424601" w:rsidRDefault="006C592F" w:rsidP="00424601">
      <w:pPr>
        <w:spacing w:line="360" w:lineRule="auto"/>
        <w:jc w:val="center"/>
        <w:rPr>
          <w:sz w:val="28"/>
        </w:rPr>
      </w:pPr>
      <w:r>
        <w:rPr>
          <w:rFonts w:hint="eastAsia"/>
          <w:sz w:val="28"/>
        </w:rPr>
        <w:t>附件</w:t>
      </w:r>
    </w:p>
    <w:p w:rsidR="002A51B2" w:rsidRDefault="002A51B2"/>
    <w:p w:rsidR="002A51B2" w:rsidRDefault="00424601">
      <w:proofErr w:type="gramStart"/>
      <w:r>
        <w:rPr>
          <w:rFonts w:hint="eastAsia"/>
        </w:rPr>
        <w:t>一</w:t>
      </w:r>
      <w:proofErr w:type="gramEnd"/>
      <w:r w:rsidR="002A51B2">
        <w:rPr>
          <w:rFonts w:hint="eastAsia"/>
        </w:rPr>
        <w:t xml:space="preserve">. </w:t>
      </w:r>
      <w:r w:rsidR="008463E5">
        <w:rPr>
          <w:rFonts w:hint="eastAsia"/>
        </w:rPr>
        <w:t>相控</w:t>
      </w:r>
      <w:r w:rsidR="008463E5">
        <w:t>天线实际测量数据</w:t>
      </w:r>
    </w:p>
    <w:p w:rsidR="00561708" w:rsidRDefault="00561708"/>
    <w:p w:rsidR="00561708" w:rsidRDefault="00561708">
      <w:r>
        <w:rPr>
          <w:rFonts w:hint="eastAsia"/>
        </w:rPr>
        <w:t>.</w:t>
      </w:r>
      <w:r>
        <w:t>m</w:t>
      </w:r>
      <w:r>
        <w:rPr>
          <w:rFonts w:hint="eastAsia"/>
        </w:rPr>
        <w:t>at</w:t>
      </w:r>
      <w:r>
        <w:t>格式</w:t>
      </w:r>
    </w:p>
    <w:p w:rsidR="00424601" w:rsidRDefault="00D777B3" w:rsidP="00424601">
      <w:pPr>
        <w:jc w:val="center"/>
        <w:rPr>
          <w:b/>
        </w:rPr>
      </w:pPr>
      <w:r w:rsidRPr="00D94909">
        <w:rPr>
          <w:b/>
        </w:rPr>
        <w:object w:dxaOrig="1534" w:dyaOrig="9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46.5pt" o:ole="">
            <v:imagedata r:id="rId8" o:title=""/>
          </v:shape>
          <o:OLEObject Type="Embed" ProgID="Package" ShapeID="_x0000_i1025" DrawAspect="Icon" ObjectID="_1619137140" r:id="rId9"/>
        </w:object>
      </w:r>
    </w:p>
    <w:p w:rsidR="00561708" w:rsidRPr="00561708" w:rsidRDefault="00561708" w:rsidP="00561708">
      <w:r w:rsidRPr="00561708">
        <w:rPr>
          <w:rFonts w:hint="eastAsia"/>
        </w:rPr>
        <w:t>文本</w:t>
      </w:r>
      <w:r w:rsidRPr="00561708">
        <w:t>格式</w:t>
      </w:r>
    </w:p>
    <w:p w:rsidR="00561708" w:rsidRPr="00421545" w:rsidRDefault="003776BC" w:rsidP="00424601">
      <w:pPr>
        <w:jc w:val="center"/>
        <w:rPr>
          <w:b/>
        </w:rPr>
      </w:pPr>
      <w:r w:rsidRPr="00561708">
        <w:rPr>
          <w:b/>
        </w:rPr>
        <w:object w:dxaOrig="2071" w:dyaOrig="840">
          <v:shape id="_x0000_i1026" type="#_x0000_t75" style="width:82.5pt;height:42pt" o:ole="">
            <v:imagedata r:id="rId10" o:title=""/>
          </v:shape>
          <o:OLEObject Type="Embed" ProgID="Package" ShapeID="_x0000_i1026" DrawAspect="Content" ObjectID="_1619137141" r:id="rId11"/>
        </w:object>
      </w:r>
      <w:r w:rsidR="00561708" w:rsidRPr="00561708">
        <w:rPr>
          <w:b/>
        </w:rPr>
        <w:object w:dxaOrig="616" w:dyaOrig="840">
          <v:shape id="_x0000_i1027" type="#_x0000_t75" style="width:31.5pt;height:42.75pt" o:ole="">
            <v:imagedata r:id="rId12" o:title=""/>
          </v:shape>
          <o:OLEObject Type="Embed" ProgID="Package" ShapeID="_x0000_i1027" DrawAspect="Content" ObjectID="_1619137142" r:id="rId13"/>
        </w:object>
      </w:r>
      <w:r w:rsidR="00561708" w:rsidRPr="00561708">
        <w:rPr>
          <w:b/>
        </w:rPr>
        <w:object w:dxaOrig="601" w:dyaOrig="840">
          <v:shape id="_x0000_i1028" type="#_x0000_t75" style="width:30pt;height:42pt" o:ole="">
            <v:imagedata r:id="rId14" o:title=""/>
          </v:shape>
          <o:OLEObject Type="Embed" ProgID="Package" ShapeID="_x0000_i1028" DrawAspect="Content" ObjectID="_1619137143" r:id="rId15"/>
        </w:object>
      </w:r>
    </w:p>
    <w:p w:rsidR="00421545" w:rsidRPr="00282E2B" w:rsidRDefault="00421545" w:rsidP="00421545">
      <w:pPr>
        <w:pStyle w:val="a0"/>
        <w:spacing w:before="312" w:line="360" w:lineRule="auto"/>
        <w:rPr>
          <w:rFonts w:asciiTheme="minorHAnsi" w:eastAsiaTheme="minorEastAsia" w:hAnsiTheme="minorHAnsi" w:cstheme="minorBidi"/>
          <w:bCs/>
          <w:kern w:val="2"/>
          <w:sz w:val="20"/>
          <w:szCs w:val="21"/>
        </w:rPr>
      </w:pPr>
      <w:r w:rsidRPr="00282E2B">
        <w:rPr>
          <w:rFonts w:asciiTheme="minorHAnsi" w:eastAsiaTheme="minorEastAsia" w:hAnsiTheme="minorHAnsi" w:cstheme="minorBidi" w:hint="eastAsia"/>
          <w:bCs/>
          <w:kern w:val="2"/>
          <w:sz w:val="20"/>
          <w:szCs w:val="21"/>
        </w:rPr>
        <w:t>变量说明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90"/>
        <w:gridCol w:w="5326"/>
      </w:tblGrid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变量名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变量说明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AZ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水平角测量点，范围</w:t>
            </w:r>
            <w:r w:rsidRPr="003C75D4">
              <w:rPr>
                <w:rFonts w:hint="eastAsia"/>
                <w:bCs/>
                <w:szCs w:val="21"/>
              </w:rPr>
              <w:t>[-180,180]</w:t>
            </w:r>
            <w:r w:rsidRPr="003C75D4">
              <w:rPr>
                <w:rFonts w:hint="eastAsia"/>
                <w:bCs/>
                <w:szCs w:val="21"/>
              </w:rPr>
              <w:t>，步进</w:t>
            </w:r>
            <w:r w:rsidRPr="003C75D4">
              <w:rPr>
                <w:rFonts w:hint="eastAsia"/>
                <w:bCs/>
                <w:szCs w:val="21"/>
              </w:rPr>
              <w:t>5</w:t>
            </w:r>
            <w:r w:rsidRPr="003C75D4">
              <w:rPr>
                <w:rFonts w:hint="eastAsia"/>
                <w:bCs/>
                <w:szCs w:val="21"/>
              </w:rPr>
              <w:t>度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EL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俯仰角测量点，范围</w:t>
            </w:r>
            <w:r w:rsidRPr="003C75D4">
              <w:rPr>
                <w:rFonts w:hint="eastAsia"/>
                <w:bCs/>
                <w:szCs w:val="21"/>
              </w:rPr>
              <w:t>[-90,90]</w:t>
            </w:r>
            <w:r w:rsidRPr="003C75D4">
              <w:rPr>
                <w:rFonts w:hint="eastAsia"/>
                <w:bCs/>
                <w:szCs w:val="21"/>
              </w:rPr>
              <w:t>，步进</w:t>
            </w:r>
            <w:r w:rsidRPr="003C75D4">
              <w:rPr>
                <w:rFonts w:hint="eastAsia"/>
                <w:bCs/>
                <w:szCs w:val="21"/>
              </w:rPr>
              <w:t>5</w:t>
            </w:r>
            <w:r w:rsidRPr="003C75D4">
              <w:rPr>
                <w:rFonts w:hint="eastAsia"/>
                <w:bCs/>
                <w:szCs w:val="21"/>
              </w:rPr>
              <w:t>度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proofErr w:type="spellStart"/>
            <w:r w:rsidRPr="003C75D4">
              <w:rPr>
                <w:rFonts w:hint="eastAsia"/>
                <w:bCs/>
                <w:szCs w:val="21"/>
              </w:rPr>
              <w:t>LogMag</w:t>
            </w:r>
            <w:proofErr w:type="spellEnd"/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[0,90,180,270]</w:t>
            </w:r>
            <w:r w:rsidRPr="003C75D4">
              <w:rPr>
                <w:rFonts w:hint="eastAsia"/>
                <w:bCs/>
                <w:szCs w:val="21"/>
              </w:rPr>
              <w:t>度移相器配置时，测量的功率，单位</w:t>
            </w:r>
            <w:r w:rsidRPr="003C75D4">
              <w:rPr>
                <w:rFonts w:hint="eastAsia"/>
                <w:bCs/>
                <w:szCs w:val="21"/>
              </w:rPr>
              <w:t>dBm</w:t>
            </w:r>
          </w:p>
        </w:tc>
      </w:tr>
      <w:tr w:rsidR="00421545" w:rsidRPr="003C75D4" w:rsidTr="00843153">
        <w:trPr>
          <w:trHeight w:val="219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Phase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[0,90,180,270]</w:t>
            </w:r>
            <w:proofErr w:type="gramStart"/>
            <w:r w:rsidRPr="003C75D4">
              <w:rPr>
                <w:rFonts w:hint="eastAsia"/>
                <w:bCs/>
                <w:szCs w:val="21"/>
              </w:rPr>
              <w:t>度移相</w:t>
            </w:r>
            <w:proofErr w:type="gramEnd"/>
            <w:r w:rsidRPr="003C75D4">
              <w:rPr>
                <w:rFonts w:hint="eastAsia"/>
                <w:bCs/>
                <w:szCs w:val="21"/>
              </w:rPr>
              <w:t>配置时，测得的相位，单位°</w:t>
            </w:r>
          </w:p>
        </w:tc>
      </w:tr>
    </w:tbl>
    <w:p w:rsidR="00421545" w:rsidRDefault="00421545" w:rsidP="00421545">
      <w:pPr>
        <w:rPr>
          <w:bCs/>
          <w:szCs w:val="21"/>
        </w:rPr>
      </w:pPr>
      <w:r>
        <w:rPr>
          <w:rFonts w:hint="eastAsia"/>
          <w:bCs/>
          <w:szCs w:val="21"/>
        </w:rPr>
        <w:t>（</w:t>
      </w:r>
      <w:r w:rsidRPr="0026656A">
        <w:rPr>
          <w:rFonts w:hint="eastAsia"/>
          <w:bCs/>
          <w:szCs w:val="21"/>
        </w:rPr>
        <w:t>dBm(</w:t>
      </w:r>
      <w:proofErr w:type="gramStart"/>
      <w:r w:rsidRPr="0026656A">
        <w:rPr>
          <w:rFonts w:hint="eastAsia"/>
          <w:bCs/>
          <w:szCs w:val="21"/>
        </w:rPr>
        <w:t>分贝毫瓦</w:t>
      </w:r>
      <w:proofErr w:type="gramEnd"/>
      <w:r w:rsidRPr="0026656A">
        <w:rPr>
          <w:rFonts w:hint="eastAsia"/>
          <w:bCs/>
          <w:szCs w:val="21"/>
        </w:rPr>
        <w:t>)</w:t>
      </w:r>
      <w:r w:rsidRPr="0026656A">
        <w:rPr>
          <w:rFonts w:hint="eastAsia"/>
          <w:bCs/>
          <w:szCs w:val="21"/>
        </w:rPr>
        <w:t>，与信号幅度</w:t>
      </w:r>
      <w:r w:rsidRPr="0026656A">
        <w:rPr>
          <w:rFonts w:hint="eastAsia"/>
          <w:bCs/>
          <w:szCs w:val="21"/>
        </w:rPr>
        <w:t>E</w:t>
      </w:r>
      <w:r w:rsidRPr="0026656A">
        <w:rPr>
          <w:rFonts w:hint="eastAsia"/>
          <w:bCs/>
          <w:szCs w:val="21"/>
        </w:rPr>
        <w:t>的换算关系为</w:t>
      </w:r>
      <m:oMath>
        <m:r>
          <m:rPr>
            <m:sty m:val="p"/>
          </m:rPr>
          <w:rPr>
            <w:rFonts w:ascii="Cambria Math" w:hAnsi="Cambria Math" w:hint="eastAsia"/>
            <w:szCs w:val="21"/>
          </w:rPr>
          <m:t>20</m:t>
        </m:r>
        <m:func>
          <m:funcPr>
            <m:ctrlPr>
              <w:rPr>
                <w:rFonts w:ascii="Cambria Math" w:eastAsia="MS Gothic" w:hAnsi="Cambria Math" w:cs="MS Gothic"/>
                <w:bCs/>
                <w:szCs w:val="21"/>
              </w:rPr>
            </m:ctrlPr>
          </m:funcPr>
          <m:fName>
            <m:sSub>
              <m:sSubPr>
                <m:ctrlPr>
                  <w:rPr>
                    <w:rFonts w:ascii="Cambria Math" w:eastAsia="MS Gothic" w:hAnsi="Cambria Math" w:cs="MS Gothic"/>
                    <w:bCs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MS Gothic" w:hAnsi="Cambria Math" w:cs="MS Gothic"/>
                    <w:szCs w:val="21"/>
                  </w:rPr>
                  <m:t>log</m:t>
                </m:r>
              </m:e>
              <m:sub>
                <m:r>
                  <w:rPr>
                    <w:rFonts w:ascii="Cambria Math" w:eastAsia="MS Gothic" w:hAnsi="Cambria Math" w:cs="MS Gothic"/>
                    <w:szCs w:val="21"/>
                  </w:rPr>
                  <m:t>10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 w:hint="eastAsia"/>
                <w:szCs w:val="21"/>
              </w:rPr>
              <m:t>|E|</m:t>
            </m:r>
          </m:e>
        </m:func>
      </m:oMath>
      <w:r>
        <w:rPr>
          <w:rFonts w:hint="eastAsia"/>
          <w:bCs/>
          <w:szCs w:val="21"/>
        </w:rPr>
        <w:t>）</w:t>
      </w:r>
    </w:p>
    <w:p w:rsidR="00E764FF" w:rsidRDefault="00E764FF" w:rsidP="00421545">
      <w:pPr>
        <w:rPr>
          <w:bCs/>
          <w:szCs w:val="21"/>
        </w:rPr>
      </w:pPr>
    </w:p>
    <w:p w:rsidR="00424601" w:rsidRPr="003C75D4" w:rsidRDefault="00424601" w:rsidP="00424601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t>注：</w:t>
      </w:r>
      <w:r w:rsidRPr="003C75D4">
        <w:rPr>
          <w:rFonts w:hint="eastAsia"/>
          <w:bCs/>
          <w:szCs w:val="21"/>
        </w:rPr>
        <w:t>天线的空间能量辐射具有方向性。在同样的测量距离：</w:t>
      </w:r>
    </w:p>
    <w:p w:rsidR="00424601" w:rsidRPr="003C75D4" w:rsidRDefault="00424601" w:rsidP="00424601">
      <w:pPr>
        <w:pStyle w:val="af5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 w:rsidRPr="003C75D4">
        <w:rPr>
          <w:rFonts w:hint="eastAsia"/>
          <w:bCs/>
          <w:szCs w:val="21"/>
        </w:rPr>
        <w:t>不同的观测角度，有不同的辐射功率；</w:t>
      </w:r>
    </w:p>
    <w:p w:rsidR="00424601" w:rsidRPr="003C75D4" w:rsidRDefault="00424601" w:rsidP="00424601">
      <w:pPr>
        <w:pStyle w:val="af5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 w:rsidRPr="003C75D4">
        <w:rPr>
          <w:rFonts w:hint="eastAsia"/>
          <w:bCs/>
          <w:szCs w:val="21"/>
        </w:rPr>
        <w:t>不同的观测角度，信号的相位也有差异。</w:t>
      </w:r>
    </w:p>
    <w:p w:rsidR="00424601" w:rsidRDefault="00424601" w:rsidP="00421545">
      <w:pPr>
        <w:rPr>
          <w:ins w:id="0" w:author="overcast L" w:date="2019-05-12T03:32:00Z"/>
          <w:bCs/>
          <w:szCs w:val="21"/>
        </w:rPr>
      </w:pPr>
    </w:p>
    <w:p w:rsidR="00E05E4E" w:rsidRDefault="00E05E4E" w:rsidP="00421545">
      <w:pPr>
        <w:rPr>
          <w:ins w:id="1" w:author="overcast L" w:date="2019-05-12T03:32:00Z"/>
          <w:bCs/>
          <w:szCs w:val="21"/>
        </w:rPr>
      </w:pPr>
    </w:p>
    <w:p w:rsidR="00E05E4E" w:rsidRDefault="00E05E4E" w:rsidP="00421545">
      <w:pPr>
        <w:rPr>
          <w:ins w:id="2" w:author="overcast L" w:date="2019-05-12T03:32:00Z"/>
          <w:bCs/>
          <w:szCs w:val="21"/>
        </w:rPr>
      </w:pPr>
    </w:p>
    <w:p w:rsidR="00E05E4E" w:rsidRDefault="00E05E4E" w:rsidP="00421545">
      <w:pPr>
        <w:rPr>
          <w:ins w:id="3" w:author="overcast L" w:date="2019-05-12T03:32:00Z"/>
          <w:bCs/>
          <w:szCs w:val="21"/>
        </w:rPr>
      </w:pPr>
    </w:p>
    <w:p w:rsidR="00E05E4E" w:rsidRDefault="00E05E4E" w:rsidP="00421545">
      <w:pPr>
        <w:rPr>
          <w:ins w:id="4" w:author="overcast L" w:date="2019-05-12T03:32:00Z"/>
          <w:bCs/>
          <w:szCs w:val="21"/>
        </w:rPr>
      </w:pPr>
    </w:p>
    <w:p w:rsidR="00E05E4E" w:rsidRDefault="00E05E4E" w:rsidP="00421545">
      <w:pPr>
        <w:rPr>
          <w:ins w:id="5" w:author="overcast L" w:date="2019-05-12T03:32:00Z"/>
          <w:bCs/>
          <w:szCs w:val="21"/>
        </w:rPr>
      </w:pPr>
    </w:p>
    <w:p w:rsidR="00E05E4E" w:rsidRDefault="00E05E4E" w:rsidP="00421545">
      <w:pPr>
        <w:rPr>
          <w:ins w:id="6" w:author="overcast L" w:date="2019-05-12T03:32:00Z"/>
          <w:bCs/>
          <w:szCs w:val="21"/>
        </w:rPr>
      </w:pPr>
    </w:p>
    <w:p w:rsidR="00E05E4E" w:rsidRDefault="00E05E4E" w:rsidP="00421545">
      <w:pPr>
        <w:rPr>
          <w:ins w:id="7" w:author="overcast L" w:date="2019-05-12T03:32:00Z"/>
          <w:bCs/>
          <w:szCs w:val="21"/>
        </w:rPr>
      </w:pPr>
    </w:p>
    <w:p w:rsidR="00E05E4E" w:rsidRDefault="00E05E4E" w:rsidP="00421545">
      <w:pPr>
        <w:rPr>
          <w:ins w:id="8" w:author="overcast L" w:date="2019-05-12T03:32:00Z"/>
          <w:bCs/>
          <w:szCs w:val="21"/>
        </w:rPr>
      </w:pPr>
    </w:p>
    <w:p w:rsidR="00E05E4E" w:rsidRDefault="00E05E4E" w:rsidP="00421545">
      <w:pPr>
        <w:rPr>
          <w:ins w:id="9" w:author="overcast L" w:date="2019-05-12T03:32:00Z"/>
          <w:bCs/>
          <w:szCs w:val="21"/>
        </w:rPr>
      </w:pPr>
    </w:p>
    <w:p w:rsidR="00E05E4E" w:rsidRDefault="00E05E4E" w:rsidP="00421545">
      <w:pPr>
        <w:rPr>
          <w:ins w:id="10" w:author="overcast L" w:date="2019-05-12T03:32:00Z"/>
          <w:bCs/>
          <w:szCs w:val="21"/>
        </w:rPr>
      </w:pPr>
    </w:p>
    <w:p w:rsidR="00E05E4E" w:rsidRPr="00E05E4E" w:rsidRDefault="00E05E4E" w:rsidP="00421545">
      <w:pPr>
        <w:rPr>
          <w:rFonts w:hint="eastAsia"/>
          <w:bCs/>
          <w:szCs w:val="21"/>
        </w:rPr>
      </w:pPr>
    </w:p>
    <w:p w:rsidR="00421545" w:rsidRDefault="00421545" w:rsidP="003776BC">
      <w:pPr>
        <w:rPr>
          <w:b/>
        </w:rPr>
      </w:pPr>
    </w:p>
    <w:p w:rsidR="008463E5" w:rsidRDefault="006C592F" w:rsidP="008463E5">
      <w:r>
        <w:rPr>
          <w:rFonts w:hint="eastAsia"/>
        </w:rPr>
        <w:lastRenderedPageBreak/>
        <w:t>二</w:t>
      </w:r>
      <w:r w:rsidR="008463E5">
        <w:rPr>
          <w:rFonts w:hint="eastAsia"/>
        </w:rPr>
        <w:t xml:space="preserve">. </w:t>
      </w:r>
      <w:r w:rsidR="008463E5">
        <w:rPr>
          <w:rFonts w:hint="eastAsia"/>
        </w:rPr>
        <w:t>骨干网建设</w:t>
      </w:r>
      <w:r w:rsidR="008463E5">
        <w:t>补充资料：</w:t>
      </w:r>
    </w:p>
    <w:p w:rsidR="003776BC" w:rsidRDefault="003776BC" w:rsidP="008463E5"/>
    <w:p w:rsidR="00561708" w:rsidRDefault="0093033D" w:rsidP="00E764FF">
      <w:pPr>
        <w:spacing w:line="360" w:lineRule="auto"/>
      </w:pPr>
      <w:r w:rsidRPr="009521B0">
        <w:rPr>
          <w:rFonts w:ascii="Times New Roman" w:hAnsi="Times New Roman" w:cs="Times New Roman"/>
          <w:bCs/>
          <w:szCs w:val="21"/>
        </w:rPr>
        <w:t>城市之间连接的城际网可选用的</w:t>
      </w:r>
      <w:r w:rsidR="003776BC" w:rsidRPr="003776BC">
        <w:rPr>
          <w:rFonts w:hint="eastAsia"/>
        </w:rPr>
        <w:t>不同传输</w:t>
      </w:r>
      <w:r w:rsidR="003776BC" w:rsidRPr="003776BC">
        <w:t>格式</w:t>
      </w:r>
      <w:r>
        <w:rPr>
          <w:rFonts w:hint="eastAsia"/>
        </w:rPr>
        <w:t>的</w:t>
      </w:r>
      <w:r w:rsidR="003776BC" w:rsidRPr="003776BC">
        <w:t>传输距离，容量与成本</w:t>
      </w:r>
      <w:r w:rsidR="003776BC">
        <w:rPr>
          <w:rFonts w:hint="eastAsia"/>
        </w:rPr>
        <w:t>请</w:t>
      </w:r>
      <w:r w:rsidR="003776BC">
        <w:t>见表</w:t>
      </w:r>
      <w:r>
        <w:t>2</w:t>
      </w:r>
      <w:r w:rsidR="003776BC">
        <w:rPr>
          <w:rFonts w:hint="eastAsia"/>
        </w:rPr>
        <w:t>：</w:t>
      </w:r>
    </w:p>
    <w:p w:rsidR="003776BC" w:rsidRPr="003776BC" w:rsidRDefault="003776BC" w:rsidP="00E764FF">
      <w:pPr>
        <w:spacing w:line="360" w:lineRule="auto"/>
        <w:rPr>
          <w:bCs/>
          <w:szCs w:val="21"/>
        </w:rPr>
      </w:pPr>
    </w:p>
    <w:p w:rsidR="00E764FF" w:rsidRPr="007B70E0" w:rsidRDefault="00E764FF" w:rsidP="00E764FF">
      <w:pPr>
        <w:spacing w:line="360" w:lineRule="auto"/>
        <w:ind w:firstLine="420"/>
        <w:jc w:val="center"/>
        <w:rPr>
          <w:bCs/>
          <w:sz w:val="20"/>
          <w:szCs w:val="21"/>
        </w:rPr>
      </w:pPr>
      <w:r w:rsidRPr="007B70E0">
        <w:rPr>
          <w:rFonts w:hint="eastAsia"/>
          <w:bCs/>
          <w:sz w:val="20"/>
          <w:szCs w:val="21"/>
        </w:rPr>
        <w:t>表</w:t>
      </w:r>
      <w:r w:rsidR="0093033D">
        <w:rPr>
          <w:bCs/>
          <w:sz w:val="20"/>
          <w:szCs w:val="21"/>
        </w:rPr>
        <w:t>2</w:t>
      </w:r>
      <w:r w:rsidRPr="007B70E0">
        <w:rPr>
          <w:rFonts w:hint="eastAsia"/>
          <w:bCs/>
          <w:sz w:val="20"/>
          <w:szCs w:val="21"/>
        </w:rPr>
        <w:t>不同传输</w:t>
      </w:r>
      <w:r w:rsidRPr="007B70E0">
        <w:rPr>
          <w:bCs/>
          <w:sz w:val="20"/>
          <w:szCs w:val="21"/>
        </w:rPr>
        <w:t>格式传输距离，容量与成本</w:t>
      </w:r>
    </w:p>
    <w:tbl>
      <w:tblPr>
        <w:tblStyle w:val="af0"/>
        <w:tblW w:w="7719" w:type="dxa"/>
        <w:jc w:val="center"/>
        <w:tblLayout w:type="fixed"/>
        <w:tblLook w:val="04A0" w:firstRow="1" w:lastRow="0" w:firstColumn="1" w:lastColumn="0" w:noHBand="0" w:noVBand="1"/>
        <w:tblPrChange w:id="11" w:author="overcast L" w:date="2019-05-12T03:32:00Z">
          <w:tblPr>
            <w:tblStyle w:val="af0"/>
            <w:tblW w:w="5949" w:type="dxa"/>
            <w:jc w:val="center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153"/>
        <w:gridCol w:w="2255"/>
        <w:gridCol w:w="1471"/>
        <w:gridCol w:w="1840"/>
        <w:tblGridChange w:id="12">
          <w:tblGrid>
            <w:gridCol w:w="1659"/>
            <w:gridCol w:w="1738"/>
            <w:gridCol w:w="1134"/>
            <w:gridCol w:w="1418"/>
          </w:tblGrid>
        </w:tblGridChange>
      </w:tblGrid>
      <w:tr w:rsidR="00E764FF" w:rsidRPr="00957159" w:rsidTr="00E05E4E">
        <w:trPr>
          <w:trHeight w:val="720"/>
          <w:jc w:val="center"/>
          <w:trPrChange w:id="13" w:author="overcast L" w:date="2019-05-12T03:32:00Z">
            <w:trPr>
              <w:jc w:val="center"/>
            </w:trPr>
          </w:trPrChange>
        </w:trPr>
        <w:tc>
          <w:tcPr>
            <w:tcW w:w="2153" w:type="dxa"/>
            <w:tcPrChange w:id="14" w:author="overcast L" w:date="2019-05-12T03:32:00Z">
              <w:tcPr>
                <w:tcW w:w="1659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传输</w:t>
            </w:r>
            <w:r w:rsidRPr="00957159">
              <w:rPr>
                <w:rFonts w:ascii="Times New Roman" w:eastAsia="宋体" w:hAnsi="Times New Roman" w:cstheme="majorBidi"/>
                <w:b/>
                <w:bCs/>
                <w:szCs w:val="21"/>
              </w:rPr>
              <w:t>容量</w:t>
            </w:r>
          </w:p>
        </w:tc>
        <w:tc>
          <w:tcPr>
            <w:tcW w:w="2255" w:type="dxa"/>
            <w:tcPrChange w:id="15" w:author="overcast L" w:date="2019-05-12T03:32:00Z">
              <w:tcPr>
                <w:tcW w:w="1738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最大</w:t>
            </w:r>
            <w:r w:rsidRPr="00957159">
              <w:rPr>
                <w:rFonts w:ascii="Times New Roman" w:eastAsia="宋体" w:hAnsi="Times New Roman" w:cstheme="majorBidi"/>
                <w:b/>
                <w:bCs/>
                <w:szCs w:val="21"/>
              </w:rPr>
              <w:t>传输距离</w:t>
            </w:r>
          </w:p>
        </w:tc>
        <w:tc>
          <w:tcPr>
            <w:tcW w:w="1471" w:type="dxa"/>
            <w:tcPrChange w:id="16" w:author="overcast L" w:date="2019-05-12T03:32:00Z">
              <w:tcPr>
                <w:tcW w:w="1134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总容量</w:t>
            </w:r>
          </w:p>
        </w:tc>
        <w:tc>
          <w:tcPr>
            <w:tcW w:w="1840" w:type="dxa"/>
            <w:tcPrChange w:id="17" w:author="overcast L" w:date="2019-05-12T03:32:00Z">
              <w:tcPr>
                <w:tcW w:w="1418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标准成本</w:t>
            </w:r>
          </w:p>
        </w:tc>
      </w:tr>
      <w:tr w:rsidR="00E764FF" w:rsidRPr="00957159" w:rsidTr="00E05E4E">
        <w:trPr>
          <w:trHeight w:val="691"/>
          <w:jc w:val="center"/>
          <w:trPrChange w:id="18" w:author="overcast L" w:date="2019-05-12T03:32:00Z">
            <w:trPr>
              <w:jc w:val="center"/>
            </w:trPr>
          </w:trPrChange>
        </w:trPr>
        <w:tc>
          <w:tcPr>
            <w:tcW w:w="2153" w:type="dxa"/>
            <w:tcPrChange w:id="19" w:author="overcast L" w:date="2019-05-12T03:32:00Z">
              <w:tcPr>
                <w:tcW w:w="1659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400 Gb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/s</w:t>
            </w:r>
          </w:p>
        </w:tc>
        <w:tc>
          <w:tcPr>
            <w:tcW w:w="2255" w:type="dxa"/>
            <w:tcPrChange w:id="20" w:author="overcast L" w:date="2019-05-12T03:32:00Z">
              <w:tcPr>
                <w:tcW w:w="1738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2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00 km</w:t>
            </w:r>
          </w:p>
        </w:tc>
        <w:tc>
          <w:tcPr>
            <w:tcW w:w="1471" w:type="dxa"/>
            <w:tcPrChange w:id="21" w:author="overcast L" w:date="2019-05-12T03:32:00Z">
              <w:tcPr>
                <w:tcW w:w="1134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32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840" w:type="dxa"/>
            <w:tcPrChange w:id="22" w:author="overcast L" w:date="2019-05-12T03:32:00Z">
              <w:tcPr>
                <w:tcW w:w="1418" w:type="dxa"/>
              </w:tcPr>
            </w:tcPrChange>
          </w:tcPr>
          <w:p w:rsidR="00E764FF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X</w:t>
            </w:r>
            <w:r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  <w:tr w:rsidR="00E764FF" w:rsidRPr="00957159" w:rsidTr="00E05E4E">
        <w:trPr>
          <w:trHeight w:val="720"/>
          <w:jc w:val="center"/>
          <w:trPrChange w:id="23" w:author="overcast L" w:date="2019-05-12T03:32:00Z">
            <w:trPr>
              <w:jc w:val="center"/>
            </w:trPr>
          </w:trPrChange>
        </w:trPr>
        <w:tc>
          <w:tcPr>
            <w:tcW w:w="2153" w:type="dxa"/>
            <w:tcPrChange w:id="24" w:author="overcast L" w:date="2019-05-12T03:32:00Z">
              <w:tcPr>
                <w:tcW w:w="1659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600 Gb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/s</w:t>
            </w:r>
          </w:p>
        </w:tc>
        <w:tc>
          <w:tcPr>
            <w:tcW w:w="2255" w:type="dxa"/>
            <w:tcPrChange w:id="25" w:author="overcast L" w:date="2019-05-12T03:32:00Z">
              <w:tcPr>
                <w:tcW w:w="1738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00 km</w:t>
            </w:r>
          </w:p>
        </w:tc>
        <w:tc>
          <w:tcPr>
            <w:tcW w:w="1471" w:type="dxa"/>
            <w:tcPrChange w:id="26" w:author="overcast L" w:date="2019-05-12T03:32:00Z">
              <w:tcPr>
                <w:tcW w:w="1134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48 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840" w:type="dxa"/>
            <w:tcPrChange w:id="27" w:author="overcast L" w:date="2019-05-12T03:32:00Z">
              <w:tcPr>
                <w:tcW w:w="1418" w:type="dxa"/>
              </w:tcPr>
            </w:tcPrChange>
          </w:tcPr>
          <w:p w:rsidR="00E764FF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 1.25X</w:t>
            </w:r>
            <w:r>
              <w:rPr>
                <w:rFonts w:ascii="Times New Roman" w:eastAsia="宋体" w:hAnsi="Times New Roman" w:cstheme="majorBidi" w:hint="eastAsia"/>
                <w:bCs/>
                <w:szCs w:val="21"/>
              </w:rPr>
              <w:t>万元</w:t>
            </w:r>
          </w:p>
        </w:tc>
      </w:tr>
      <w:tr w:rsidR="00E764FF" w:rsidRPr="00957159" w:rsidTr="00E05E4E">
        <w:trPr>
          <w:trHeight w:val="691"/>
          <w:jc w:val="center"/>
          <w:trPrChange w:id="28" w:author="overcast L" w:date="2019-05-12T03:32:00Z">
            <w:trPr>
              <w:jc w:val="center"/>
            </w:trPr>
          </w:trPrChange>
        </w:trPr>
        <w:tc>
          <w:tcPr>
            <w:tcW w:w="2153" w:type="dxa"/>
            <w:tcPrChange w:id="29" w:author="overcast L" w:date="2019-05-12T03:32:00Z">
              <w:tcPr>
                <w:tcW w:w="1659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800Gb/s</w:t>
            </w:r>
          </w:p>
        </w:tc>
        <w:tc>
          <w:tcPr>
            <w:tcW w:w="2255" w:type="dxa"/>
            <w:tcPrChange w:id="30" w:author="overcast L" w:date="2019-05-12T03:32:00Z">
              <w:tcPr>
                <w:tcW w:w="1738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 xml:space="preserve"> km</w:t>
            </w:r>
          </w:p>
        </w:tc>
        <w:tc>
          <w:tcPr>
            <w:tcW w:w="1471" w:type="dxa"/>
            <w:tcPrChange w:id="31" w:author="overcast L" w:date="2019-05-12T03:32:00Z">
              <w:tcPr>
                <w:tcW w:w="1134" w:type="dxa"/>
              </w:tcPr>
            </w:tcPrChange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64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840" w:type="dxa"/>
            <w:tcPrChange w:id="32" w:author="overcast L" w:date="2019-05-12T03:32:00Z">
              <w:tcPr>
                <w:tcW w:w="1418" w:type="dxa"/>
              </w:tcPr>
            </w:tcPrChange>
          </w:tcPr>
          <w:p w:rsidR="00E764FF" w:rsidRDefault="006C592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1.5</w:t>
            </w:r>
            <w:r w:rsidR="00E764FF">
              <w:rPr>
                <w:rFonts w:ascii="Times New Roman" w:eastAsia="宋体" w:hAnsi="Times New Roman" w:cstheme="majorBidi"/>
                <w:bCs/>
                <w:szCs w:val="21"/>
              </w:rPr>
              <w:t>X</w:t>
            </w:r>
            <w:r w:rsidR="00E764FF"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</w:tbl>
    <w:p w:rsidR="008463E5" w:rsidRDefault="00E764FF" w:rsidP="00E764FF">
      <w:pPr>
        <w:spacing w:line="360" w:lineRule="auto"/>
      </w:pPr>
      <w:r>
        <w:rPr>
          <w:rFonts w:hint="eastAsia"/>
        </w:rPr>
        <w:t>其余</w:t>
      </w:r>
      <w:r>
        <w:t>参考网站：</w:t>
      </w:r>
    </w:p>
    <w:p w:rsidR="008463E5" w:rsidRDefault="008463E5" w:rsidP="00E764FF">
      <w:pPr>
        <w:spacing w:line="360" w:lineRule="auto"/>
      </w:pPr>
      <w:r>
        <w:rPr>
          <w:rFonts w:hint="eastAsia"/>
        </w:rPr>
        <w:t>广东省行政</w:t>
      </w:r>
      <w:r>
        <w:t>图</w:t>
      </w:r>
      <w:r>
        <w:rPr>
          <w:rFonts w:hint="eastAsia"/>
        </w:rPr>
        <w:t>：</w:t>
      </w:r>
      <w:hyperlink r:id="rId16" w:history="1">
        <w:r>
          <w:rPr>
            <w:rStyle w:val="af7"/>
          </w:rPr>
          <w:t>http://map.ps123.net/china/ShowClass.asp?ClassID=14&amp;page=</w:t>
        </w:r>
      </w:hyperlink>
    </w:p>
    <w:p w:rsidR="008463E5" w:rsidRPr="008463E5" w:rsidRDefault="008463E5" w:rsidP="00E764FF">
      <w:pPr>
        <w:spacing w:line="360" w:lineRule="auto"/>
      </w:pPr>
      <w:r>
        <w:rPr>
          <w:rFonts w:hint="eastAsia"/>
        </w:rPr>
        <w:t>全国</w:t>
      </w:r>
      <w:r>
        <w:t>各省市人口分布，收入统计：</w:t>
      </w:r>
      <w:hyperlink r:id="rId17" w:history="1">
        <w:r>
          <w:rPr>
            <w:rStyle w:val="af7"/>
          </w:rPr>
          <w:t>http://data.stats.gov.cn/index.htm</w:t>
        </w:r>
      </w:hyperlink>
    </w:p>
    <w:p w:rsidR="008463E5" w:rsidRPr="008463E5" w:rsidRDefault="008463E5" w:rsidP="008463E5">
      <w:bookmarkStart w:id="33" w:name="_GoBack"/>
      <w:bookmarkEnd w:id="33"/>
    </w:p>
    <w:sectPr w:rsidR="008463E5" w:rsidRPr="008463E5" w:rsidSect="008D5524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312" w:right="1800" w:bottom="1440" w:left="1800" w:header="779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00E9" w:rsidRDefault="004C00E9">
      <w:r>
        <w:separator/>
      </w:r>
    </w:p>
  </w:endnote>
  <w:endnote w:type="continuationSeparator" w:id="0">
    <w:p w:rsidR="004C00E9" w:rsidRDefault="004C00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otum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DotumChe">
    <w:altName w:val="Arial Unicode MS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2494" w:rsidRDefault="00CC2494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3000"/>
      <w:gridCol w:w="2921"/>
      <w:gridCol w:w="2601"/>
    </w:tblGrid>
    <w:tr w:rsidR="00CC2494">
      <w:tc>
        <w:tcPr>
          <w:tcW w:w="1760" w:type="pct"/>
        </w:tcPr>
        <w:p w:rsidR="00CC2494" w:rsidRDefault="008D5524">
          <w:pPr>
            <w:pStyle w:val="aa"/>
            <w:ind w:firstLine="360"/>
          </w:pPr>
          <w:r>
            <w:fldChar w:fldCharType="begin"/>
          </w:r>
          <w:r w:rsidR="00E03BD4">
            <w:instrText xml:space="preserve"> TIME \@ "yyyy-M-d" </w:instrText>
          </w:r>
          <w:r>
            <w:fldChar w:fldCharType="separate"/>
          </w:r>
          <w:ins w:id="34" w:author="overcast L" w:date="2019-05-12T03:32:00Z">
            <w:r w:rsidR="00E05E4E">
              <w:rPr>
                <w:noProof/>
              </w:rPr>
              <w:t>2019-5-12</w:t>
            </w:r>
          </w:ins>
          <w:del w:id="35" w:author="overcast L" w:date="2019-05-12T03:32:00Z">
            <w:r w:rsidR="00C372CD" w:rsidDel="00E05E4E">
              <w:rPr>
                <w:noProof/>
              </w:rPr>
              <w:delText>2019-4-15</w:delText>
            </w:r>
          </w:del>
          <w:r>
            <w:rPr>
              <w:noProof/>
            </w:rPr>
            <w:fldChar w:fldCharType="end"/>
          </w:r>
        </w:p>
      </w:tc>
      <w:tc>
        <w:tcPr>
          <w:tcW w:w="1714" w:type="pct"/>
        </w:tcPr>
        <w:p w:rsidR="00CC2494" w:rsidRDefault="00E03BD4">
          <w:pPr>
            <w:pStyle w:val="aa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7" w:type="pct"/>
        </w:tcPr>
        <w:p w:rsidR="00CC2494" w:rsidRDefault="00E03BD4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 w:rsidR="008D5524">
            <w:fldChar w:fldCharType="begin"/>
          </w:r>
          <w:r>
            <w:instrText>PAGE</w:instrText>
          </w:r>
          <w:r w:rsidR="008D5524">
            <w:fldChar w:fldCharType="separate"/>
          </w:r>
          <w:r w:rsidR="00A25896">
            <w:rPr>
              <w:noProof/>
            </w:rPr>
            <w:t>1</w:t>
          </w:r>
          <w:r w:rsidR="008D5524"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r w:rsidR="004C00E9">
            <w:fldChar w:fldCharType="begin"/>
          </w:r>
          <w:r w:rsidR="004C00E9">
            <w:instrText xml:space="preserve"> NUMPAGES  \* Arabic  \* MERGEFORMAT </w:instrText>
          </w:r>
          <w:r w:rsidR="004C00E9">
            <w:fldChar w:fldCharType="separate"/>
          </w:r>
          <w:r w:rsidR="00A25896">
            <w:rPr>
              <w:noProof/>
            </w:rPr>
            <w:t>1</w:t>
          </w:r>
          <w:r w:rsidR="004C00E9"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</w:p>
      </w:tc>
    </w:tr>
  </w:tbl>
  <w:p w:rsidR="00CC2494" w:rsidRDefault="00CC2494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2494" w:rsidRDefault="00CC2494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00E9" w:rsidRDefault="004C00E9">
      <w:r>
        <w:separator/>
      </w:r>
    </w:p>
  </w:footnote>
  <w:footnote w:type="continuationSeparator" w:id="0">
    <w:p w:rsidR="004C00E9" w:rsidRDefault="004C00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2494" w:rsidRDefault="00CC2494">
    <w:pPr>
      <w:pStyle w:val="a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842"/>
      <w:gridCol w:w="5894"/>
      <w:gridCol w:w="1684"/>
    </w:tblGrid>
    <w:tr w:rsidR="00CC2494">
      <w:trPr>
        <w:cantSplit/>
        <w:trHeight w:hRule="exact" w:val="782"/>
      </w:trPr>
      <w:tc>
        <w:tcPr>
          <w:tcW w:w="500" w:type="pct"/>
        </w:tcPr>
        <w:p w:rsidR="00CC2494" w:rsidRDefault="00E03BD4">
          <w:pPr>
            <w:pStyle w:val="a8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CC2494" w:rsidRDefault="00CC2494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CC2494" w:rsidRDefault="00CC2494">
    <w:pPr>
      <w:pStyle w:val="ab"/>
      <w:rPr>
        <w:rFonts w:ascii="DotumChe" w:eastAsia="DotumChe" w:hAnsi="DotumChe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2494" w:rsidRDefault="00CC2494"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D7723"/>
    <w:multiLevelType w:val="multilevel"/>
    <w:tmpl w:val="B3D0C4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B6C50F0"/>
    <w:multiLevelType w:val="multilevel"/>
    <w:tmpl w:val="149ADA52"/>
    <w:lvl w:ilvl="0">
      <w:start w:val="1"/>
      <w:numFmt w:val="upperLetter"/>
      <w:lvlText w:val="附录%1"/>
      <w:lvlJc w:val="left"/>
      <w:pPr>
        <w:tabs>
          <w:tab w:val="num" w:pos="1283"/>
        </w:tabs>
        <w:ind w:left="1283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427"/>
        </w:tabs>
        <w:ind w:left="1427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571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1418"/>
        </w:tabs>
        <w:ind w:left="1787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291"/>
        </w:tabs>
        <w:ind w:left="2291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435"/>
        </w:tabs>
        <w:ind w:left="2435" w:hanging="1584"/>
      </w:pPr>
      <w:rPr>
        <w:rFonts w:hint="eastAsia"/>
      </w:rPr>
    </w:lvl>
  </w:abstractNum>
  <w:abstractNum w:abstractNumId="2" w15:restartNumberingAfterBreak="0">
    <w:nsid w:val="0BE911F5"/>
    <w:multiLevelType w:val="hybridMultilevel"/>
    <w:tmpl w:val="7A84C082"/>
    <w:lvl w:ilvl="0" w:tplc="126C1FF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3293827"/>
    <w:multiLevelType w:val="hybridMultilevel"/>
    <w:tmpl w:val="09A2D04A"/>
    <w:lvl w:ilvl="0" w:tplc="420ADF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0453EF0"/>
    <w:multiLevelType w:val="multilevel"/>
    <w:tmpl w:val="F126062C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5" w15:restartNumberingAfterBreak="0">
    <w:nsid w:val="233F4E92"/>
    <w:multiLevelType w:val="hybridMultilevel"/>
    <w:tmpl w:val="5ADC19D0"/>
    <w:lvl w:ilvl="0" w:tplc="6BAAC1B8">
      <w:start w:val="1"/>
      <w:numFmt w:val="japaneseCounting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6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32006540"/>
    <w:multiLevelType w:val="multilevel"/>
    <w:tmpl w:val="CF207EC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  <w:b w:val="0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 w:val="0"/>
        <w:i w:val="0"/>
        <w:sz w:val="30"/>
        <w:szCs w:val="3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  <w:i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  <w:b w:val="0"/>
        <w:i w:val="0"/>
        <w:sz w:val="21"/>
        <w:szCs w:val="21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b w:val="0"/>
        <w:i w:val="0"/>
        <w:sz w:val="18"/>
        <w:szCs w:val="18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  <w:b w:val="0"/>
        <w:i w:val="0"/>
        <w:sz w:val="18"/>
        <w:szCs w:val="18"/>
      </w:rPr>
    </w:lvl>
  </w:abstractNum>
  <w:abstractNum w:abstractNumId="8" w15:restartNumberingAfterBreak="0">
    <w:nsid w:val="34F26262"/>
    <w:multiLevelType w:val="hybridMultilevel"/>
    <w:tmpl w:val="7298AB1E"/>
    <w:lvl w:ilvl="0" w:tplc="D35ACC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82B791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0" w15:restartNumberingAfterBreak="0">
    <w:nsid w:val="41A341D7"/>
    <w:multiLevelType w:val="hybridMultilevel"/>
    <w:tmpl w:val="50A404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2FE570A"/>
    <w:multiLevelType w:val="multilevel"/>
    <w:tmpl w:val="511C1540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241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4394" w:firstLine="0"/>
      </w:pPr>
      <w:rPr>
        <w:rFonts w:asciiTheme="minorEastAsia" w:eastAsiaTheme="minorEastAsia" w:hAnsiTheme="minorEastAsia" w:hint="default"/>
        <w:b w:val="0"/>
        <w:i w:val="0"/>
        <w:sz w:val="20"/>
        <w:szCs w:val="18"/>
      </w:rPr>
    </w:lvl>
  </w:abstractNum>
  <w:abstractNum w:abstractNumId="12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3" w15:restartNumberingAfterBreak="0">
    <w:nsid w:val="53E419A7"/>
    <w:multiLevelType w:val="hybridMultilevel"/>
    <w:tmpl w:val="3C48EB92"/>
    <w:lvl w:ilvl="0" w:tplc="C28C144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4" w15:restartNumberingAfterBreak="0">
    <w:nsid w:val="57E23E03"/>
    <w:multiLevelType w:val="hybridMultilevel"/>
    <w:tmpl w:val="6BB21E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C3235C5"/>
    <w:multiLevelType w:val="hybridMultilevel"/>
    <w:tmpl w:val="1B784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 w15:restartNumberingAfterBreak="0">
    <w:nsid w:val="72347E6A"/>
    <w:multiLevelType w:val="multilevel"/>
    <w:tmpl w:val="D95C4700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17"/>
  </w:num>
  <w:num w:numId="2">
    <w:abstractNumId w:val="17"/>
  </w:num>
  <w:num w:numId="3">
    <w:abstractNumId w:val="17"/>
  </w:num>
  <w:num w:numId="4">
    <w:abstractNumId w:val="11"/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4"/>
  </w:num>
  <w:num w:numId="11">
    <w:abstractNumId w:val="4"/>
  </w:num>
  <w:num w:numId="12">
    <w:abstractNumId w:val="4"/>
  </w:num>
  <w:num w:numId="13">
    <w:abstractNumId w:val="7"/>
  </w:num>
  <w:num w:numId="14">
    <w:abstractNumId w:val="9"/>
  </w:num>
  <w:num w:numId="15">
    <w:abstractNumId w:val="0"/>
  </w:num>
  <w:num w:numId="16">
    <w:abstractNumId w:val="6"/>
  </w:num>
  <w:num w:numId="17">
    <w:abstractNumId w:val="12"/>
  </w:num>
  <w:num w:numId="18">
    <w:abstractNumId w:val="12"/>
  </w:num>
  <w:num w:numId="19">
    <w:abstractNumId w:val="12"/>
  </w:num>
  <w:num w:numId="20">
    <w:abstractNumId w:val="18"/>
  </w:num>
  <w:num w:numId="21">
    <w:abstractNumId w:val="18"/>
  </w:num>
  <w:num w:numId="22">
    <w:abstractNumId w:val="18"/>
  </w:num>
  <w:num w:numId="23">
    <w:abstractNumId w:val="18"/>
  </w:num>
  <w:num w:numId="24">
    <w:abstractNumId w:val="12"/>
  </w:num>
  <w:num w:numId="25">
    <w:abstractNumId w:val="12"/>
  </w:num>
  <w:num w:numId="26">
    <w:abstractNumId w:val="18"/>
  </w:num>
  <w:num w:numId="27">
    <w:abstractNumId w:val="18"/>
  </w:num>
  <w:num w:numId="28">
    <w:abstractNumId w:val="18"/>
  </w:num>
  <w:num w:numId="29">
    <w:abstractNumId w:val="1"/>
  </w:num>
  <w:num w:numId="30">
    <w:abstractNumId w:val="12"/>
  </w:num>
  <w:num w:numId="31">
    <w:abstractNumId w:val="12"/>
  </w:num>
  <w:num w:numId="32">
    <w:abstractNumId w:val="18"/>
  </w:num>
  <w:num w:numId="33">
    <w:abstractNumId w:val="16"/>
  </w:num>
  <w:num w:numId="34">
    <w:abstractNumId w:val="16"/>
  </w:num>
  <w:num w:numId="35">
    <w:abstractNumId w:val="16"/>
  </w:num>
  <w:num w:numId="36">
    <w:abstractNumId w:val="3"/>
  </w:num>
  <w:num w:numId="37">
    <w:abstractNumId w:val="14"/>
  </w:num>
  <w:num w:numId="38">
    <w:abstractNumId w:val="10"/>
  </w:num>
  <w:num w:numId="39">
    <w:abstractNumId w:val="15"/>
  </w:num>
  <w:num w:numId="40">
    <w:abstractNumId w:val="8"/>
  </w:num>
  <w:num w:numId="41">
    <w:abstractNumId w:val="5"/>
  </w:num>
  <w:num w:numId="42">
    <w:abstractNumId w:val="13"/>
  </w:num>
  <w:num w:numId="4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overcast L">
    <w15:presenceInfo w15:providerId="Windows Live" w15:userId="e1f7bb2147c0a36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34E9"/>
    <w:rsid w:val="00003553"/>
    <w:rsid w:val="00023D83"/>
    <w:rsid w:val="00045B4F"/>
    <w:rsid w:val="00062241"/>
    <w:rsid w:val="00066160"/>
    <w:rsid w:val="000921F1"/>
    <w:rsid w:val="000B542F"/>
    <w:rsid w:val="000C55C5"/>
    <w:rsid w:val="000D2390"/>
    <w:rsid w:val="000D2B28"/>
    <w:rsid w:val="000E37FD"/>
    <w:rsid w:val="00117F89"/>
    <w:rsid w:val="001322E8"/>
    <w:rsid w:val="001327BB"/>
    <w:rsid w:val="001330C0"/>
    <w:rsid w:val="001454E1"/>
    <w:rsid w:val="00156D81"/>
    <w:rsid w:val="00156F4E"/>
    <w:rsid w:val="00162061"/>
    <w:rsid w:val="00177417"/>
    <w:rsid w:val="001802BD"/>
    <w:rsid w:val="0018249D"/>
    <w:rsid w:val="00191C99"/>
    <w:rsid w:val="00196300"/>
    <w:rsid w:val="00197994"/>
    <w:rsid w:val="001D7F3D"/>
    <w:rsid w:val="001E64D0"/>
    <w:rsid w:val="001E6772"/>
    <w:rsid w:val="001F0D36"/>
    <w:rsid w:val="001F679B"/>
    <w:rsid w:val="00205B39"/>
    <w:rsid w:val="00206327"/>
    <w:rsid w:val="002168FA"/>
    <w:rsid w:val="0022020C"/>
    <w:rsid w:val="00282E2B"/>
    <w:rsid w:val="002A213D"/>
    <w:rsid w:val="002A51B2"/>
    <w:rsid w:val="002B37D6"/>
    <w:rsid w:val="002C1B3C"/>
    <w:rsid w:val="002C5F8E"/>
    <w:rsid w:val="002D0067"/>
    <w:rsid w:val="00341AF9"/>
    <w:rsid w:val="003776BC"/>
    <w:rsid w:val="00391BC0"/>
    <w:rsid w:val="00395EA7"/>
    <w:rsid w:val="003B08CD"/>
    <w:rsid w:val="003C32DE"/>
    <w:rsid w:val="003C5BAC"/>
    <w:rsid w:val="003E0035"/>
    <w:rsid w:val="003F1E5F"/>
    <w:rsid w:val="00412E07"/>
    <w:rsid w:val="0041562A"/>
    <w:rsid w:val="00421545"/>
    <w:rsid w:val="00424601"/>
    <w:rsid w:val="00434005"/>
    <w:rsid w:val="00434F59"/>
    <w:rsid w:val="0043626F"/>
    <w:rsid w:val="00456822"/>
    <w:rsid w:val="0048047B"/>
    <w:rsid w:val="004B7E71"/>
    <w:rsid w:val="004C00E9"/>
    <w:rsid w:val="004C362C"/>
    <w:rsid w:val="00506910"/>
    <w:rsid w:val="00561708"/>
    <w:rsid w:val="00561BA0"/>
    <w:rsid w:val="00586830"/>
    <w:rsid w:val="005A2FDA"/>
    <w:rsid w:val="005B2612"/>
    <w:rsid w:val="005B5F31"/>
    <w:rsid w:val="005D09A1"/>
    <w:rsid w:val="005F3174"/>
    <w:rsid w:val="005F61F8"/>
    <w:rsid w:val="006033FF"/>
    <w:rsid w:val="00604B4C"/>
    <w:rsid w:val="00626515"/>
    <w:rsid w:val="0063125F"/>
    <w:rsid w:val="00633197"/>
    <w:rsid w:val="00680044"/>
    <w:rsid w:val="00681ED0"/>
    <w:rsid w:val="006934E9"/>
    <w:rsid w:val="006C592F"/>
    <w:rsid w:val="006D2B02"/>
    <w:rsid w:val="006F3268"/>
    <w:rsid w:val="0070184D"/>
    <w:rsid w:val="007030F7"/>
    <w:rsid w:val="00716315"/>
    <w:rsid w:val="00745160"/>
    <w:rsid w:val="00762B5D"/>
    <w:rsid w:val="00781EEC"/>
    <w:rsid w:val="007A6A74"/>
    <w:rsid w:val="00810A89"/>
    <w:rsid w:val="00817D40"/>
    <w:rsid w:val="00832391"/>
    <w:rsid w:val="00833321"/>
    <w:rsid w:val="00834CE0"/>
    <w:rsid w:val="00844C71"/>
    <w:rsid w:val="008463E5"/>
    <w:rsid w:val="00870E34"/>
    <w:rsid w:val="00873F89"/>
    <w:rsid w:val="00882B8E"/>
    <w:rsid w:val="008928F9"/>
    <w:rsid w:val="008966DC"/>
    <w:rsid w:val="008A7ABF"/>
    <w:rsid w:val="008C21D5"/>
    <w:rsid w:val="008C60A3"/>
    <w:rsid w:val="008D37F4"/>
    <w:rsid w:val="008D3F3C"/>
    <w:rsid w:val="008D48A0"/>
    <w:rsid w:val="008D5524"/>
    <w:rsid w:val="009064B2"/>
    <w:rsid w:val="00923C7C"/>
    <w:rsid w:val="0093033D"/>
    <w:rsid w:val="00953F7E"/>
    <w:rsid w:val="0097645A"/>
    <w:rsid w:val="009C6810"/>
    <w:rsid w:val="009F4D44"/>
    <w:rsid w:val="00A1005F"/>
    <w:rsid w:val="00A255A7"/>
    <w:rsid w:val="00A25896"/>
    <w:rsid w:val="00A273D9"/>
    <w:rsid w:val="00A8354B"/>
    <w:rsid w:val="00A856CA"/>
    <w:rsid w:val="00AA1A51"/>
    <w:rsid w:val="00AC1CA5"/>
    <w:rsid w:val="00AD2F45"/>
    <w:rsid w:val="00AD3949"/>
    <w:rsid w:val="00B01398"/>
    <w:rsid w:val="00B04A2B"/>
    <w:rsid w:val="00B37431"/>
    <w:rsid w:val="00B40D20"/>
    <w:rsid w:val="00B5092B"/>
    <w:rsid w:val="00B56A37"/>
    <w:rsid w:val="00B608C4"/>
    <w:rsid w:val="00C259BD"/>
    <w:rsid w:val="00C32656"/>
    <w:rsid w:val="00C372CD"/>
    <w:rsid w:val="00C45EE6"/>
    <w:rsid w:val="00C47310"/>
    <w:rsid w:val="00C72B99"/>
    <w:rsid w:val="00C948C3"/>
    <w:rsid w:val="00CC2494"/>
    <w:rsid w:val="00CC3851"/>
    <w:rsid w:val="00CC41C1"/>
    <w:rsid w:val="00CE6668"/>
    <w:rsid w:val="00D12A60"/>
    <w:rsid w:val="00D14C03"/>
    <w:rsid w:val="00D473FA"/>
    <w:rsid w:val="00D66D13"/>
    <w:rsid w:val="00D777B3"/>
    <w:rsid w:val="00DC48D2"/>
    <w:rsid w:val="00DD6493"/>
    <w:rsid w:val="00E03BD4"/>
    <w:rsid w:val="00E05E4E"/>
    <w:rsid w:val="00E4262A"/>
    <w:rsid w:val="00E4729A"/>
    <w:rsid w:val="00E501B5"/>
    <w:rsid w:val="00E764FF"/>
    <w:rsid w:val="00E9167D"/>
    <w:rsid w:val="00E97738"/>
    <w:rsid w:val="00EA57FB"/>
    <w:rsid w:val="00EB12AC"/>
    <w:rsid w:val="00EC732F"/>
    <w:rsid w:val="00EC7F81"/>
    <w:rsid w:val="00EF0DC2"/>
    <w:rsid w:val="00EF2807"/>
    <w:rsid w:val="00F02D0B"/>
    <w:rsid w:val="00F06A3D"/>
    <w:rsid w:val="00F223F1"/>
    <w:rsid w:val="00F56072"/>
    <w:rsid w:val="00F61642"/>
    <w:rsid w:val="00F6639C"/>
    <w:rsid w:val="00F816CA"/>
    <w:rsid w:val="00F96390"/>
    <w:rsid w:val="00FA6EE6"/>
    <w:rsid w:val="00FB2278"/>
    <w:rsid w:val="00FC339C"/>
    <w:rsid w:val="00FE77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2BDB81F"/>
  <w15:docId w15:val="{86337E6D-A054-4D30-A6CB-2819908A1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817D4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next w:val="2"/>
    <w:qFormat/>
    <w:rsid w:val="008D5524"/>
    <w:pPr>
      <w:keepNext/>
      <w:numPr>
        <w:numId w:val="35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rsid w:val="008D5524"/>
    <w:pPr>
      <w:keepNext/>
      <w:numPr>
        <w:ilvl w:val="1"/>
        <w:numId w:val="35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qFormat/>
    <w:rsid w:val="008D5524"/>
    <w:pPr>
      <w:keepNext/>
      <w:keepLines/>
      <w:numPr>
        <w:ilvl w:val="2"/>
        <w:numId w:val="35"/>
      </w:numPr>
      <w:spacing w:before="260" w:after="260" w:line="416" w:lineRule="auto"/>
      <w:outlineLvl w:val="2"/>
    </w:pPr>
    <w:rPr>
      <w:rFonts w:eastAsia="黑体"/>
      <w:bCs/>
      <w:sz w:val="24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rsid w:val="008D5524"/>
    <w:pPr>
      <w:keepLines/>
      <w:numPr>
        <w:ilvl w:val="8"/>
        <w:numId w:val="5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rsid w:val="008D5524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rsid w:val="008D5524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rsid w:val="008D5524"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">
    <w:name w:val="插图题注"/>
    <w:next w:val="a1"/>
    <w:rsid w:val="008D5524"/>
    <w:pPr>
      <w:numPr>
        <w:ilvl w:val="7"/>
        <w:numId w:val="5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rsid w:val="008D5524"/>
    <w:pPr>
      <w:keepNext/>
      <w:widowControl/>
      <w:spacing w:before="80" w:after="80"/>
      <w:jc w:val="center"/>
    </w:pPr>
  </w:style>
  <w:style w:type="paragraph" w:customStyle="1" w:styleId="a9">
    <w:name w:val="文档标题"/>
    <w:basedOn w:val="a1"/>
    <w:rsid w:val="008D5524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rsid w:val="008D5524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rsid w:val="008D5524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  <w:rsid w:val="008D5524"/>
  </w:style>
  <w:style w:type="paragraph" w:customStyle="1" w:styleId="ad">
    <w:name w:val="注示头"/>
    <w:basedOn w:val="a1"/>
    <w:rsid w:val="008D5524"/>
    <w:pPr>
      <w:pBdr>
        <w:top w:val="single" w:sz="4" w:space="1" w:color="000000"/>
      </w:pBdr>
    </w:pPr>
    <w:rPr>
      <w:rFonts w:ascii="Arial" w:eastAsia="黑体" w:hAnsi="Arial"/>
      <w:sz w:val="18"/>
    </w:rPr>
  </w:style>
  <w:style w:type="paragraph" w:customStyle="1" w:styleId="ae">
    <w:name w:val="注示文本"/>
    <w:basedOn w:val="a1"/>
    <w:rsid w:val="008D5524"/>
    <w:pPr>
      <w:pBdr>
        <w:bottom w:val="single" w:sz="4" w:space="1" w:color="000000"/>
      </w:pBdr>
      <w:ind w:firstLine="360"/>
    </w:pPr>
    <w:rPr>
      <w:rFonts w:ascii="Arial" w:eastAsia="楷体_GB2312" w:hAnsi="Arial"/>
      <w:sz w:val="18"/>
      <w:szCs w:val="18"/>
    </w:rPr>
  </w:style>
  <w:style w:type="paragraph" w:customStyle="1" w:styleId="af">
    <w:name w:val="编写建议"/>
    <w:basedOn w:val="a1"/>
    <w:rsid w:val="008D5524"/>
    <w:pPr>
      <w:ind w:firstLine="420"/>
    </w:pPr>
    <w:rPr>
      <w:rFonts w:ascii="Arial" w:hAnsi="Arial" w:cs="Arial"/>
      <w:i/>
      <w:color w:val="0000FF"/>
    </w:rPr>
  </w:style>
  <w:style w:type="table" w:styleId="af0">
    <w:name w:val="Table Grid"/>
    <w:basedOn w:val="a3"/>
    <w:uiPriority w:val="39"/>
    <w:qFormat/>
    <w:rsid w:val="008D5524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样式一"/>
    <w:basedOn w:val="a2"/>
    <w:rsid w:val="008D5524"/>
    <w:rPr>
      <w:rFonts w:ascii="宋体" w:hAnsi="宋体"/>
      <w:b/>
      <w:bCs/>
      <w:color w:val="000000"/>
      <w:sz w:val="36"/>
    </w:rPr>
  </w:style>
  <w:style w:type="character" w:customStyle="1" w:styleId="af2">
    <w:name w:val="样式二"/>
    <w:basedOn w:val="af1"/>
    <w:rsid w:val="008D5524"/>
    <w:rPr>
      <w:rFonts w:ascii="宋体" w:hAnsi="宋体"/>
      <w:b/>
      <w:bCs/>
      <w:color w:val="000000"/>
      <w:sz w:val="36"/>
    </w:rPr>
  </w:style>
  <w:style w:type="paragraph" w:styleId="af3">
    <w:name w:val="Balloon Text"/>
    <w:basedOn w:val="a1"/>
    <w:link w:val="af4"/>
    <w:rsid w:val="008D5524"/>
    <w:rPr>
      <w:sz w:val="18"/>
      <w:szCs w:val="18"/>
    </w:rPr>
  </w:style>
  <w:style w:type="character" w:customStyle="1" w:styleId="af4">
    <w:name w:val="批注框文本 字符"/>
    <w:basedOn w:val="a2"/>
    <w:link w:val="af3"/>
    <w:rsid w:val="008D5524"/>
    <w:rPr>
      <w:snapToGrid w:val="0"/>
      <w:sz w:val="18"/>
      <w:szCs w:val="18"/>
    </w:rPr>
  </w:style>
  <w:style w:type="paragraph" w:styleId="af5">
    <w:name w:val="List Paragraph"/>
    <w:basedOn w:val="a1"/>
    <w:uiPriority w:val="34"/>
    <w:qFormat/>
    <w:rsid w:val="00817D40"/>
    <w:pPr>
      <w:ind w:firstLineChars="200" w:firstLine="420"/>
    </w:pPr>
  </w:style>
  <w:style w:type="paragraph" w:styleId="af6">
    <w:name w:val="caption"/>
    <w:basedOn w:val="a1"/>
    <w:next w:val="a1"/>
    <w:unhideWhenUsed/>
    <w:qFormat/>
    <w:rsid w:val="00817D40"/>
    <w:pPr>
      <w:spacing w:after="200"/>
    </w:pPr>
    <w:rPr>
      <w:i/>
      <w:iCs/>
      <w:color w:val="1F497D" w:themeColor="text2"/>
      <w:sz w:val="18"/>
      <w:szCs w:val="18"/>
    </w:rPr>
  </w:style>
  <w:style w:type="character" w:styleId="af7">
    <w:name w:val="Hyperlink"/>
    <w:basedOn w:val="a2"/>
    <w:uiPriority w:val="99"/>
    <w:unhideWhenUsed/>
    <w:rsid w:val="008463E5"/>
    <w:rPr>
      <w:color w:val="0000FF"/>
      <w:u w:val="single"/>
    </w:rPr>
  </w:style>
  <w:style w:type="character" w:styleId="af8">
    <w:name w:val="annotation reference"/>
    <w:basedOn w:val="a2"/>
    <w:semiHidden/>
    <w:unhideWhenUsed/>
    <w:rsid w:val="00456822"/>
    <w:rPr>
      <w:sz w:val="21"/>
      <w:szCs w:val="21"/>
    </w:rPr>
  </w:style>
  <w:style w:type="paragraph" w:styleId="af9">
    <w:name w:val="annotation text"/>
    <w:basedOn w:val="a1"/>
    <w:link w:val="afa"/>
    <w:semiHidden/>
    <w:unhideWhenUsed/>
    <w:rsid w:val="00456822"/>
    <w:pPr>
      <w:jc w:val="left"/>
    </w:pPr>
  </w:style>
  <w:style w:type="character" w:customStyle="1" w:styleId="afa">
    <w:name w:val="批注文字 字符"/>
    <w:basedOn w:val="a2"/>
    <w:link w:val="af9"/>
    <w:semiHidden/>
    <w:rsid w:val="00456822"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fb">
    <w:name w:val="annotation subject"/>
    <w:basedOn w:val="af9"/>
    <w:next w:val="af9"/>
    <w:link w:val="afc"/>
    <w:semiHidden/>
    <w:unhideWhenUsed/>
    <w:rsid w:val="00456822"/>
    <w:rPr>
      <w:b/>
      <w:bCs/>
    </w:rPr>
  </w:style>
  <w:style w:type="character" w:customStyle="1" w:styleId="afc">
    <w:name w:val="批注主题 字符"/>
    <w:basedOn w:val="afa"/>
    <w:link w:val="afb"/>
    <w:semiHidden/>
    <w:rsid w:val="00456822"/>
    <w:rPr>
      <w:rFonts w:asciiTheme="minorHAnsi" w:eastAsiaTheme="minorEastAsia" w:hAnsiTheme="minorHAnsi" w:cstheme="minorBidi"/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hyperlink" Target="http://data.stats.gov.cn/index.htm" TargetMode="External"/><Relationship Id="rId25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hyperlink" Target="http://map.ps123.net/china/ShowClass.asp?ClassID=14&amp;page=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footer" Target="footer3.xml"/><Relationship Id="rId10" Type="http://schemas.openxmlformats.org/officeDocument/2006/relationships/image" Target="media/image2.em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61FD51-AF46-4149-B790-C22BB20AD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121</Words>
  <Characters>692</Characters>
  <Application>Microsoft Office Word</Application>
  <DocSecurity>0</DocSecurity>
  <Lines>5</Lines>
  <Paragraphs>1</Paragraphs>
  <ScaleCrop>false</ScaleCrop>
  <Company>Huawei Technologies Co.,Ltd.</Company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wangxuyang (D)</dc:creator>
  <cp:lastModifiedBy>overcast L</cp:lastModifiedBy>
  <cp:revision>4</cp:revision>
  <dcterms:created xsi:type="dcterms:W3CDTF">2019-04-15T05:00:00Z</dcterms:created>
  <dcterms:modified xsi:type="dcterms:W3CDTF">2019-05-11T19:33:00Z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(3)x9KFX14zyy095M06pmVobLtbXX1k/Ppqd37PiC7BzjUeGg14Ww6xgwjpdhTp2GvrHKpUyp0B
Lr6NXVB8EopxPt2NhjN+lALHTT9lTOu2Sse7xlTA1lBWzXD1p8ScNXVqQOx0mM8dzl48PT/E
c7iNnIzOCeN/Ck20jVnnVW0n/FLVURhZaqU/hITxC5pm5YYpJGbIwh1AG26QzKa9Pp4TqPr3
1RzzqNv0Ownj4b8HVS</vt:lpwstr>
  </property>
  <property fmtid="{D5CDD505-2E9C-101B-9397-08002B2CF9AE}" pid="3" name="_2015_ms_pID_7253431">
    <vt:lpwstr>PaWxyVXLG9bJekQvq4W9vBKmVZorJ7F0xyg/WLZqlyj6tt0hqR5yV+
okHUIDo+P/xChBAQBP6BjMO8qBI/EtMu+3IeyKkqDvw3BBW96fQ96hkTFNU17rEyiXVezaHA
7WWmVl4QfJoulZatvmubfXLZK3gWgU0jKHDmhczEwq4zYQbLyxy8Ip9L3SxhU1+reglIf5/x
aXxRqTi1gnk6qal+cVHvEl1v3NGI4LZN+UEN</vt:lpwstr>
  </property>
  <property fmtid="{D5CDD505-2E9C-101B-9397-08002B2CF9AE}" pid="4" name="_2015_ms_pID_7253432">
    <vt:lpwstr>ew==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1555237093</vt:lpwstr>
  </property>
</Properties>
</file>